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D5576DD" w14:paraId="2C078E63" wp14:textId="68872D43">
      <w:pPr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2C4" w:themeColor="accent1" w:themeTint="FF" w:themeShade="FF"/>
          <w:sz w:val="40"/>
          <w:szCs w:val="40"/>
        </w:rPr>
      </w:pPr>
      <w:bookmarkStart w:name="_GoBack" w:id="0"/>
      <w:bookmarkEnd w:id="0"/>
      <w:r w:rsidRPr="5D5576DD" w:rsidR="702D6114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2C4" w:themeColor="accent1" w:themeTint="FF" w:themeShade="FF"/>
          <w:sz w:val="40"/>
          <w:szCs w:val="40"/>
        </w:rPr>
        <w:t xml:space="preserve">Connecting two workloads </w:t>
      </w:r>
      <w:r w:rsidRPr="5D5576DD" w:rsidR="324E9E72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2C4" w:themeColor="accent1" w:themeTint="FF" w:themeShade="FF"/>
          <w:sz w:val="40"/>
          <w:szCs w:val="40"/>
        </w:rPr>
        <w:t xml:space="preserve">from different </w:t>
      </w:r>
      <w:r w:rsidRPr="5D5576DD" w:rsidR="7CB6A628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2C4" w:themeColor="accent1" w:themeTint="FF" w:themeShade="FF"/>
          <w:sz w:val="40"/>
          <w:szCs w:val="40"/>
        </w:rPr>
        <w:t xml:space="preserve">Mithril </w:t>
      </w:r>
      <w:r w:rsidRPr="5D5576DD" w:rsidR="324E9E72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2C4" w:themeColor="accent1" w:themeTint="FF" w:themeShade="FF"/>
          <w:sz w:val="40"/>
          <w:szCs w:val="40"/>
        </w:rPr>
        <w:t>clusters</w:t>
      </w:r>
      <w:r w:rsidRPr="5D5576DD" w:rsidR="3745B7FE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2C4" w:themeColor="accent1" w:themeTint="FF" w:themeShade="FF"/>
          <w:sz w:val="40"/>
          <w:szCs w:val="40"/>
        </w:rPr>
        <w:t xml:space="preserve"> using </w:t>
      </w:r>
      <w:r w:rsidRPr="5D5576DD" w:rsidR="37703928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2C4" w:themeColor="accent1" w:themeTint="FF" w:themeShade="FF"/>
          <w:sz w:val="40"/>
          <w:szCs w:val="40"/>
        </w:rPr>
        <w:t xml:space="preserve">external disk </w:t>
      </w:r>
      <w:r w:rsidRPr="5D5576DD" w:rsidR="3745B7FE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2C4" w:themeColor="accent1" w:themeTint="FF" w:themeShade="FF"/>
          <w:sz w:val="40"/>
          <w:szCs w:val="40"/>
        </w:rPr>
        <w:t>Spire</w:t>
      </w:r>
      <w:r w:rsidRPr="5D5576DD" w:rsidR="3648AAB0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2C4" w:themeColor="accent1" w:themeTint="FF" w:themeShade="FF"/>
          <w:sz w:val="40"/>
          <w:szCs w:val="40"/>
        </w:rPr>
        <w:t xml:space="preserve"> </w:t>
      </w:r>
      <w:r w:rsidRPr="5D5576DD" w:rsidR="3648AAB0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2C4" w:themeColor="accent1" w:themeTint="FF" w:themeShade="FF"/>
          <w:sz w:val="40"/>
          <w:szCs w:val="40"/>
        </w:rPr>
        <w:t>CA</w:t>
      </w:r>
    </w:p>
    <w:p w:rsidR="5D5576DD" w:rsidP="244A0C06" w:rsidRDefault="5D5576DD" w14:paraId="2CB4F4C3" w14:textId="032991A8">
      <w:pPr>
        <w:pStyle w:val="Normal"/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sz w:val="24"/>
          <w:szCs w:val="24"/>
        </w:rPr>
      </w:pPr>
    </w:p>
    <w:p w:rsidR="5D5576DD" w:rsidP="244A0C06" w:rsidRDefault="5D5576DD" w14:paraId="1E3EAC94" w14:textId="2FEB1502">
      <w:pPr>
        <w:pStyle w:val="Normal"/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</w:pPr>
      <w:r w:rsidRPr="244A0C06" w:rsidR="53D8E965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sz w:val="24"/>
          <w:szCs w:val="24"/>
        </w:rPr>
        <w:t xml:space="preserve">This section </w:t>
      </w:r>
      <w:r w:rsidRPr="244A0C06" w:rsidR="53D8E965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sz w:val="24"/>
          <w:szCs w:val="24"/>
        </w:rPr>
        <w:t>showcases</w:t>
      </w:r>
      <w:r w:rsidRPr="244A0C06" w:rsidR="53D8E965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sz w:val="24"/>
          <w:szCs w:val="24"/>
        </w:rPr>
        <w:t xml:space="preserve"> a </w:t>
      </w:r>
      <w:proofErr w:type="spellStart"/>
      <w:r w:rsidRPr="244A0C06" w:rsidR="53D8E965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sz w:val="24"/>
          <w:szCs w:val="24"/>
        </w:rPr>
        <w:t>mTLS</w:t>
      </w:r>
      <w:proofErr w:type="spellEnd"/>
      <w:r w:rsidRPr="244A0C06" w:rsidR="53D8E965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sz w:val="24"/>
          <w:szCs w:val="24"/>
        </w:rPr>
        <w:t xml:space="preserve"> </w:t>
      </w:r>
      <w:r w:rsidRPr="244A0C06" w:rsidR="53D8E965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between t</w:t>
      </w:r>
      <w:r w:rsidRPr="244A0C06" w:rsidR="3ABB320A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wo workloads from different </w:t>
      </w:r>
      <w:r w:rsidRPr="244A0C06" w:rsidR="3ABB320A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Mithril</w:t>
      </w:r>
      <w:r w:rsidRPr="244A0C06" w:rsidR="3ABB320A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</w:t>
      </w:r>
      <w:commentRangeStart w:id="1455684569"/>
      <w:commentRangeStart w:id="370667386"/>
      <w:r w:rsidRPr="244A0C06" w:rsidR="3ABB320A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clusters</w:t>
      </w:r>
      <w:commentRangeEnd w:id="1455684569"/>
      <w:r>
        <w:rPr>
          <w:rStyle w:val="CommentReference"/>
        </w:rPr>
        <w:commentReference w:id="1455684569"/>
      </w:r>
      <w:commentRangeEnd w:id="370667386"/>
      <w:r>
        <w:rPr>
          <w:rStyle w:val="CommentReference"/>
        </w:rPr>
        <w:commentReference w:id="370667386"/>
      </w:r>
      <w:r w:rsidRPr="244A0C06" w:rsidR="3C68BEA5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within the same </w:t>
      </w:r>
      <w:r w:rsidRPr="244A0C06" w:rsidR="3C68BEA5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1"/>
          <w:iCs w:val="1"/>
          <w:sz w:val="24"/>
          <w:szCs w:val="24"/>
        </w:rPr>
        <w:t>trust domain.</w:t>
      </w:r>
      <w:r w:rsidRPr="244A0C06" w:rsidR="324C651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1"/>
          <w:iCs w:val="1"/>
          <w:sz w:val="24"/>
          <w:szCs w:val="24"/>
        </w:rPr>
        <w:t xml:space="preserve"> </w:t>
      </w:r>
      <w:r w:rsidRPr="244A0C06" w:rsidR="55634F48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On this use case </w:t>
      </w:r>
      <w:r w:rsidRPr="244A0C06" w:rsidR="5112AE85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both clusters have a </w:t>
      </w:r>
      <w:r w:rsidRPr="244A0C06" w:rsidR="5112AE85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SPIRE Server</w:t>
      </w:r>
      <w:r w:rsidRPr="244A0C06" w:rsidR="5112AE85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</w:t>
      </w:r>
      <w:r w:rsidRPr="244A0C06" w:rsidR="38E5E5F1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using the ‘disk’ </w:t>
      </w:r>
      <w:commentRangeStart w:id="2143000238"/>
      <w:proofErr w:type="spellStart"/>
      <w:r w:rsidRPr="244A0C06" w:rsidR="4E05CF4B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sz w:val="24"/>
          <w:szCs w:val="24"/>
        </w:rPr>
        <w:t>UpstreamAuthority</w:t>
      </w:r>
      <w:proofErr w:type="spellEnd"/>
      <w:r w:rsidRPr="244A0C06" w:rsidR="4E05CF4B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sz w:val="24"/>
          <w:szCs w:val="24"/>
        </w:rPr>
        <w:t xml:space="preserve"> </w:t>
      </w:r>
      <w:r w:rsidRPr="244A0C06" w:rsidR="4E05CF4B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plugin </w:t>
      </w:r>
      <w:commentRangeEnd w:id="2143000238"/>
      <w:r>
        <w:rPr>
          <w:rStyle w:val="CommentReference"/>
        </w:rPr>
        <w:commentReference w:id="2143000238"/>
      </w:r>
      <w:r w:rsidRPr="244A0C06" w:rsidR="1250566C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that loads </w:t>
      </w:r>
      <w:r w:rsidRPr="244A0C06" w:rsidR="1250566C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sz w:val="24"/>
          <w:szCs w:val="24"/>
        </w:rPr>
        <w:t xml:space="preserve">CA </w:t>
      </w:r>
      <w:r w:rsidRPr="244A0C06" w:rsidR="1250566C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credentials from disk, m</w:t>
      </w:r>
      <w:r w:rsidRPr="244A0C06" w:rsidR="367F44CE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ore information about this</w:t>
      </w:r>
      <w:r w:rsidRPr="244A0C06" w:rsidR="0A3F03C1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</w:t>
      </w:r>
      <w:r w:rsidRPr="244A0C06" w:rsidR="0A3F03C1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SPIRE</w:t>
      </w:r>
      <w:r w:rsidRPr="244A0C06" w:rsidR="367F44CE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 xml:space="preserve"> </w:t>
      </w:r>
      <w:r w:rsidRPr="244A0C06" w:rsidR="367F44CE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setup </w:t>
      </w:r>
      <w:r w:rsidRPr="244A0C06" w:rsidR="2A2431F1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on</w:t>
      </w:r>
      <w:r w:rsidRPr="244A0C06" w:rsidR="0CE3DB1F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the</w:t>
      </w:r>
      <w:r w:rsidRPr="244A0C06" w:rsidR="367F44CE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</w:t>
      </w:r>
      <w:hyperlink r:id="Rd4cd69fcf12b4f07">
        <w:r w:rsidRPr="244A0C06" w:rsidR="367F44CE">
          <w:rPr>
            <w:rStyle w:val="Hyperlink"/>
            <w:rFonts w:ascii="Calibri Light" w:hAnsi="Calibri Light" w:eastAsia="Calibri Light" w:cs="Calibri Light" w:asciiTheme="majorAscii" w:hAnsiTheme="majorAscii" w:eastAsiaTheme="majorAscii" w:cstheme="majorAscii"/>
            <w:b w:val="0"/>
            <w:bCs w:val="0"/>
            <w:i w:val="0"/>
            <w:iCs w:val="0"/>
            <w:sz w:val="24"/>
            <w:szCs w:val="24"/>
          </w:rPr>
          <w:t>UpstreamAuthority</w:t>
        </w:r>
        <w:r w:rsidRPr="244A0C06" w:rsidR="69511308">
          <w:rPr>
            <w:rStyle w:val="Hyperlink"/>
            <w:rFonts w:ascii="Calibri Light" w:hAnsi="Calibri Light" w:eastAsia="Calibri Light" w:cs="Calibri Light" w:asciiTheme="majorAscii" w:hAnsiTheme="majorAscii" w:eastAsiaTheme="majorAscii" w:cstheme="majorAscii"/>
            <w:b w:val="0"/>
            <w:bCs w:val="0"/>
            <w:i w:val="0"/>
            <w:iCs w:val="0"/>
            <w:sz w:val="24"/>
            <w:szCs w:val="24"/>
          </w:rPr>
          <w:t xml:space="preserve"> disk example.</w:t>
        </w:r>
      </w:hyperlink>
    </w:p>
    <w:p w:rsidR="5D5576DD" w:rsidP="244A0C06" w:rsidRDefault="5D5576DD" w14:paraId="58E4E9B9" w14:textId="0421F515">
      <w:pPr>
        <w:pStyle w:val="Normal"/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1C4"/>
          <w:sz w:val="40"/>
          <w:szCs w:val="40"/>
        </w:rPr>
      </w:pPr>
      <w:r w:rsidRPr="244A0C06" w:rsidR="69472DE7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1C4"/>
          <w:sz w:val="40"/>
          <w:szCs w:val="40"/>
        </w:rPr>
        <w:t>Overview</w:t>
      </w:r>
    </w:p>
    <w:p w:rsidR="5D5576DD" w:rsidP="244A0C06" w:rsidRDefault="5D5576DD" w14:paraId="03310FE5" w14:textId="6B613C67">
      <w:pPr>
        <w:pStyle w:val="Normal"/>
      </w:pPr>
      <w:r w:rsidR="5BB612EF">
        <w:drawing>
          <wp:inline wp14:editId="31F5299B" wp14:anchorId="480F5175">
            <wp:extent cx="6082974" cy="4460848"/>
            <wp:effectExtent l="0" t="0" r="0" b="0"/>
            <wp:docPr id="1997757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0b5cfb3fc84a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974" cy="446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504FE9" w:rsidP="1E31E3EA" w:rsidRDefault="1E504FE9" w14:paraId="2E6AF6C9" w14:textId="6E87A5D9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Style w:val="EndnoteReference"/>
          <w:sz w:val="28"/>
          <w:szCs w:val="28"/>
        </w:rPr>
      </w:pPr>
      <w:r w:rsidRPr="244A0C06" w:rsidR="61F4AE93">
        <w:rPr>
          <w:rStyle w:val="EndnoteReference"/>
          <w:sz w:val="28"/>
          <w:szCs w:val="28"/>
        </w:rPr>
        <w:t xml:space="preserve">Structure </w:t>
      </w:r>
      <w:r w:rsidRPr="244A0C06" w:rsidR="4E302958">
        <w:rPr>
          <w:rStyle w:val="EndnoteReference"/>
          <w:sz w:val="28"/>
          <w:szCs w:val="28"/>
        </w:rPr>
        <w:t>for each Mit</w:t>
      </w:r>
      <w:r w:rsidRPr="244A0C06" w:rsidR="4E302958">
        <w:rPr>
          <w:rStyle w:val="EndnoteReference"/>
          <w:sz w:val="28"/>
          <w:szCs w:val="28"/>
        </w:rPr>
        <w:t>hril cluster</w:t>
      </w:r>
      <w:r w:rsidRPr="244A0C06" w:rsidR="0FBFE53E">
        <w:rPr>
          <w:rStyle w:val="EndnoteReference"/>
          <w:sz w:val="28"/>
          <w:szCs w:val="28"/>
        </w:rPr>
        <w:t xml:space="preserve"> with the </w:t>
      </w:r>
      <w:proofErr w:type="spellStart"/>
      <w:r w:rsidRPr="244A0C06" w:rsidR="0FBFE53E">
        <w:rPr>
          <w:rStyle w:val="EndnoteReference"/>
          <w:sz w:val="28"/>
          <w:szCs w:val="28"/>
        </w:rPr>
        <w:t>bookinfo</w:t>
      </w:r>
      <w:proofErr w:type="spellEnd"/>
      <w:r w:rsidRPr="244A0C06" w:rsidR="0FBFE53E">
        <w:rPr>
          <w:rStyle w:val="EndnoteReference"/>
          <w:sz w:val="28"/>
          <w:szCs w:val="28"/>
        </w:rPr>
        <w:t xml:space="preserve"> </w:t>
      </w:r>
      <w:r w:rsidRPr="244A0C06" w:rsidR="0FBFE53E">
        <w:rPr>
          <w:rStyle w:val="EndnoteReference"/>
          <w:sz w:val="28"/>
          <w:szCs w:val="28"/>
        </w:rPr>
        <w:t>example</w:t>
      </w:r>
      <w:r w:rsidRPr="244A0C06" w:rsidR="4E302958">
        <w:rPr>
          <w:rStyle w:val="EndnoteReference"/>
          <w:sz w:val="28"/>
          <w:szCs w:val="28"/>
        </w:rPr>
        <w:t>.</w:t>
      </w:r>
    </w:p>
    <w:p w:rsidR="43AD20B5" w:rsidP="244A0C06" w:rsidRDefault="43AD20B5" w14:paraId="7B53C961" w14:textId="6A8EC58D">
      <w:pPr>
        <w:pStyle w:val="Normal"/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</w:pPr>
      <w:r w:rsidRPr="244A0C06" w:rsidR="43AD20B5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The Mithril changes in </w:t>
      </w:r>
      <w:hyperlink r:id="R34008e2bbe454d40">
        <w:r w:rsidRPr="244A0C06" w:rsidR="43AD20B5">
          <w:rPr>
            <w:rStyle w:val="Hyperlink"/>
            <w:rFonts w:ascii="Calibri Light" w:hAnsi="Calibri Light" w:eastAsia="Calibri Light" w:cs="Calibri Light" w:asciiTheme="majorAscii" w:hAnsiTheme="majorAscii" w:eastAsiaTheme="majorAscii" w:cstheme="majorAscii"/>
            <w:b w:val="0"/>
            <w:bCs w:val="0"/>
            <w:i w:val="0"/>
            <w:iCs w:val="0"/>
            <w:sz w:val="24"/>
            <w:szCs w:val="24"/>
          </w:rPr>
          <w:t>Istiod</w:t>
        </w:r>
      </w:hyperlink>
      <w:r w:rsidRPr="244A0C06" w:rsidR="43AD20B5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and </w:t>
      </w:r>
      <w:hyperlink r:id="Rc6fe64eb7991448c">
        <w:r w:rsidRPr="244A0C06" w:rsidR="0EA65AFB">
          <w:rPr>
            <w:rStyle w:val="Hyperlink"/>
            <w:rFonts w:ascii="Calibri Light" w:hAnsi="Calibri Light" w:eastAsia="Calibri Light" w:cs="Calibri Light" w:asciiTheme="majorAscii" w:hAnsiTheme="majorAscii" w:eastAsiaTheme="majorAscii" w:cstheme="majorAscii"/>
            <w:b w:val="0"/>
            <w:bCs w:val="0"/>
            <w:i w:val="0"/>
            <w:iCs w:val="0"/>
            <w:sz w:val="24"/>
            <w:szCs w:val="24"/>
          </w:rPr>
          <w:t>Is</w:t>
        </w:r>
        <w:r w:rsidRPr="244A0C06" w:rsidR="43AD20B5">
          <w:rPr>
            <w:rStyle w:val="Hyperlink"/>
            <w:rFonts w:ascii="Calibri Light" w:hAnsi="Calibri Light" w:eastAsia="Calibri Light" w:cs="Calibri Light" w:asciiTheme="majorAscii" w:hAnsiTheme="majorAscii" w:eastAsiaTheme="majorAscii" w:cstheme="majorAscii"/>
            <w:b w:val="0"/>
            <w:bCs w:val="0"/>
            <w:i w:val="0"/>
            <w:iCs w:val="0"/>
            <w:sz w:val="24"/>
            <w:szCs w:val="24"/>
          </w:rPr>
          <w:t>tio Agent</w:t>
        </w:r>
      </w:hyperlink>
      <w:r w:rsidRPr="244A0C06" w:rsidR="43AD20B5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make</w:t>
      </w:r>
      <w:r w:rsidRPr="244A0C06" w:rsidR="43AD20B5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possible the use of the </w:t>
      </w:r>
      <w:r w:rsidRPr="244A0C06" w:rsidR="2FB6543A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SPIRE </w:t>
      </w:r>
      <w:r w:rsidRPr="244A0C06" w:rsidR="43AD20B5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Workload API to fetch identities </w:t>
      </w:r>
      <w:r w:rsidRPr="244A0C06" w:rsidR="1648D991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for every entity within the mesh</w:t>
      </w:r>
      <w:r w:rsidRPr="244A0C06" w:rsidR="20AF3F53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. </w:t>
      </w:r>
      <w:r w:rsidRPr="244A0C06" w:rsidR="728D57FA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The identit</w:t>
      </w:r>
      <w:r w:rsidRPr="244A0C06" w:rsidR="1706B951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ies</w:t>
      </w:r>
      <w:r w:rsidRPr="244A0C06" w:rsidR="728D57FA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for </w:t>
      </w:r>
      <w:proofErr w:type="spellStart"/>
      <w:r w:rsidRPr="244A0C06" w:rsidR="1385AB80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Istiod</w:t>
      </w:r>
      <w:proofErr w:type="spellEnd"/>
      <w:r w:rsidRPr="244A0C06" w:rsidR="1385AB80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, </w:t>
      </w:r>
      <w:r w:rsidRPr="244A0C06" w:rsidR="1385AB80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Istio Ingress</w:t>
      </w:r>
      <w:r w:rsidRPr="244A0C06" w:rsidR="1F6680E6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,</w:t>
      </w:r>
      <w:r w:rsidRPr="244A0C06" w:rsidR="1385AB80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</w:t>
      </w:r>
      <w:r w:rsidRPr="244A0C06" w:rsidR="1385AB80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Egress</w:t>
      </w:r>
      <w:r w:rsidRPr="244A0C06" w:rsidR="1385AB80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, and for the </w:t>
      </w:r>
      <w:r w:rsidRPr="244A0C06" w:rsidR="728D57FA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workloads </w:t>
      </w:r>
      <w:r w:rsidRPr="244A0C06" w:rsidR="728D57FA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are all generated by</w:t>
      </w:r>
      <w:r w:rsidRPr="244A0C06" w:rsidR="728D57FA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</w:t>
      </w:r>
      <w:r w:rsidRPr="244A0C06" w:rsidR="728D57FA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SPIRE</w:t>
      </w:r>
      <w:r w:rsidRPr="244A0C06" w:rsidR="40C6BC30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 xml:space="preserve"> </w:t>
      </w:r>
      <w:r w:rsidRPr="244A0C06" w:rsidR="253276DE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by leveraging the </w:t>
      </w:r>
      <w:r w:rsidRPr="244A0C06" w:rsidR="358A1ACB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k8</w:t>
      </w:r>
      <w:del w:author="Churichi, Maximiliano" w:date="2021-08-17T17:59:37.575Z" w:id="1129136982">
        <w:r w:rsidRPr="244A0C06" w:rsidDel="358A1ACB">
          <w:rPr>
            <w:rFonts w:ascii="Calibri Light" w:hAnsi="Calibri Light" w:eastAsia="Calibri Light" w:cs="Calibri Light" w:asciiTheme="majorAscii" w:hAnsiTheme="majorAscii" w:eastAsiaTheme="majorAscii" w:cstheme="majorAscii"/>
            <w:b w:val="0"/>
            <w:bCs w:val="0"/>
            <w:i w:val="0"/>
            <w:iCs w:val="0"/>
            <w:sz w:val="24"/>
            <w:szCs w:val="24"/>
          </w:rPr>
          <w:delText>’</w:delText>
        </w:r>
      </w:del>
      <w:r w:rsidRPr="244A0C06" w:rsidR="358A1ACB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s workload registrar</w:t>
      </w:r>
      <w:r w:rsidRPr="244A0C06" w:rsidR="4AAE813C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,</w:t>
      </w:r>
      <w:r w:rsidRPr="244A0C06" w:rsidR="7FDEECCF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and then the </w:t>
      </w:r>
      <w:r w:rsidRPr="244A0C06" w:rsidR="610DB39E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Istio Agent</w:t>
      </w:r>
      <w:r w:rsidRPr="244A0C06" w:rsidR="610DB39E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</w:t>
      </w:r>
      <w:commentRangeStart w:id="1814062478"/>
      <w:r w:rsidRPr="244A0C06" w:rsidR="7FDEECCF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sidecars </w:t>
      </w:r>
      <w:commentRangeEnd w:id="1814062478"/>
      <w:r>
        <w:rPr>
          <w:rStyle w:val="CommentReference"/>
        </w:rPr>
        <w:commentReference w:id="1814062478"/>
      </w:r>
      <w:r w:rsidRPr="244A0C06" w:rsidR="7FDEECCF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of each workload fetch and push the</w:t>
      </w:r>
      <w:r w:rsidRPr="244A0C06" w:rsidR="73F8CA8F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ir</w:t>
      </w:r>
      <w:r w:rsidRPr="244A0C06" w:rsidR="7FDEECCF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credentials m</w:t>
      </w:r>
      <w:r w:rsidRPr="244A0C06" w:rsidR="3D6F805C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a</w:t>
      </w:r>
      <w:r w:rsidRPr="244A0C06" w:rsidR="7FDEECCF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terials to be used </w:t>
      </w:r>
      <w:r w:rsidRPr="244A0C06" w:rsidR="04073232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by </w:t>
      </w:r>
      <w:r w:rsidRPr="244A0C06" w:rsidR="7FDEECCF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the </w:t>
      </w:r>
      <w:r w:rsidRPr="244A0C06" w:rsidR="13CC6481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Envoy</w:t>
      </w:r>
      <w:r w:rsidRPr="244A0C06" w:rsidR="27BFE712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</w:t>
      </w:r>
      <w:r w:rsidRPr="244A0C06" w:rsidR="4EEACD6C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proxy </w:t>
      </w:r>
      <w:r w:rsidRPr="244A0C06" w:rsidR="2F0B3995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to communicate and perform </w:t>
      </w:r>
      <w:proofErr w:type="spellStart"/>
      <w:r w:rsidRPr="244A0C06" w:rsidR="27BFE712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sz w:val="24"/>
          <w:szCs w:val="24"/>
        </w:rPr>
        <w:t>mTLS</w:t>
      </w:r>
      <w:proofErr w:type="spellEnd"/>
      <w:r w:rsidRPr="244A0C06" w:rsidR="27BFE712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.</w:t>
      </w:r>
    </w:p>
    <w:p w:rsidR="3B6E8B14" w:rsidP="244A0C06" w:rsidRDefault="3B6E8B14" w14:paraId="4C332CB5" w14:textId="1B4FF7BC">
      <w:pPr>
        <w:pStyle w:val="Normal"/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color w:val="4471C4" w:themeColor="accent1" w:themeTint="FF" w:themeShade="FF"/>
          <w:sz w:val="32"/>
          <w:szCs w:val="32"/>
        </w:rPr>
      </w:pPr>
      <w:r w:rsidRPr="244A0C06" w:rsidR="3B6E8B14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1C4"/>
          <w:sz w:val="32"/>
          <w:szCs w:val="32"/>
        </w:rPr>
        <w:t xml:space="preserve">Configuring Istio </w:t>
      </w:r>
      <w:r w:rsidRPr="244A0C06" w:rsidR="3B6E8B14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1C4"/>
          <w:sz w:val="32"/>
          <w:szCs w:val="32"/>
        </w:rPr>
        <w:t>Ingress</w:t>
      </w:r>
      <w:r w:rsidRPr="244A0C06" w:rsidR="261DCF55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1C4"/>
          <w:sz w:val="32"/>
          <w:szCs w:val="32"/>
        </w:rPr>
        <w:t xml:space="preserve"> </w:t>
      </w:r>
      <w:r w:rsidRPr="244A0C06" w:rsidR="186D61AB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1C4"/>
          <w:sz w:val="32"/>
          <w:szCs w:val="32"/>
        </w:rPr>
        <w:t>G</w:t>
      </w:r>
      <w:r w:rsidRPr="244A0C06" w:rsidR="3B6E8B14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1C4"/>
          <w:sz w:val="32"/>
          <w:szCs w:val="32"/>
        </w:rPr>
        <w:t>ateway</w:t>
      </w:r>
      <w:r w:rsidRPr="244A0C06" w:rsidR="316AF1C8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1C4"/>
          <w:sz w:val="32"/>
          <w:szCs w:val="32"/>
        </w:rPr>
        <w:t xml:space="preserve"> for </w:t>
      </w:r>
      <w:proofErr w:type="spellStart"/>
      <w:r w:rsidRPr="244A0C06" w:rsidR="316AF1C8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color w:val="4471C4"/>
          <w:sz w:val="32"/>
          <w:szCs w:val="32"/>
        </w:rPr>
        <w:t>m</w:t>
      </w:r>
      <w:r w:rsidRPr="244A0C06" w:rsidR="22A20B3F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color w:val="4471C4"/>
          <w:sz w:val="32"/>
          <w:szCs w:val="32"/>
        </w:rPr>
        <w:t>TLS</w:t>
      </w:r>
      <w:proofErr w:type="spellEnd"/>
    </w:p>
    <w:p w:rsidR="58AC43DE" w:rsidP="244A0C06" w:rsidRDefault="58AC43DE" w14:paraId="72B89F6F" w14:textId="6A6DF2D8">
      <w:pPr>
        <w:pStyle w:val="Normal"/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</w:pPr>
      <w:r w:rsidRPr="244A0C06" w:rsidR="58AC43DE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To showcase the </w:t>
      </w:r>
      <w:r w:rsidRPr="244A0C06" w:rsidR="58AC43DE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sz w:val="24"/>
          <w:szCs w:val="24"/>
        </w:rPr>
        <w:t>m</w:t>
      </w:r>
      <w:r w:rsidRPr="244A0C06" w:rsidR="184EFC48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sz w:val="24"/>
          <w:szCs w:val="24"/>
        </w:rPr>
        <w:t>TLS</w:t>
      </w:r>
      <w:r w:rsidRPr="244A0C06" w:rsidR="58AC43DE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sz w:val="24"/>
          <w:szCs w:val="24"/>
        </w:rPr>
        <w:t xml:space="preserve"> </w:t>
      </w:r>
      <w:r w:rsidRPr="244A0C06" w:rsidR="58AC43DE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communication between the workloads </w:t>
      </w:r>
      <w:r w:rsidRPr="244A0C06" w:rsidR="4A64C909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we will need </w:t>
      </w:r>
      <w:r w:rsidRPr="244A0C06" w:rsidR="5C766250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to configure a</w:t>
      </w:r>
      <w:r w:rsidRPr="244A0C06" w:rsidR="4A64C909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</w:t>
      </w:r>
      <w:r w:rsidRPr="244A0C06" w:rsidR="4A64C909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Gateway</w:t>
      </w:r>
      <w:r w:rsidRPr="244A0C06" w:rsidR="23BCA1D4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 xml:space="preserve">, </w:t>
      </w:r>
      <w:r w:rsidRPr="244A0C06" w:rsidR="23BCA1D4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a </w:t>
      </w:r>
      <w:proofErr w:type="spellStart"/>
      <w:r w:rsidRPr="244A0C06" w:rsidR="23BCA1D4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sz w:val="24"/>
          <w:szCs w:val="24"/>
        </w:rPr>
        <w:t>VirtualService</w:t>
      </w:r>
      <w:proofErr w:type="spellEnd"/>
      <w:r w:rsidRPr="244A0C06" w:rsidR="23BCA1D4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and a </w:t>
      </w:r>
      <w:proofErr w:type="spellStart"/>
      <w:r w:rsidRPr="244A0C06" w:rsidR="23BCA1D4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sz w:val="24"/>
          <w:szCs w:val="24"/>
        </w:rPr>
        <w:t>DestinationRule</w:t>
      </w:r>
      <w:proofErr w:type="spellEnd"/>
      <w:r w:rsidRPr="244A0C06" w:rsidR="23BCA1D4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</w:t>
      </w:r>
      <w:r w:rsidRPr="244A0C06" w:rsidR="777247B4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on the </w:t>
      </w:r>
      <w:r w:rsidRPr="244A0C06" w:rsidR="7C382549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server-side</w:t>
      </w:r>
      <w:r w:rsidRPr="244A0C06" w:rsidR="777247B4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244A0C06" w:rsidR="777247B4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sz w:val="24"/>
          <w:szCs w:val="24"/>
        </w:rPr>
        <w:t>Ingress</w:t>
      </w:r>
      <w:r w:rsidRPr="244A0C06" w:rsidR="06729226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sz w:val="24"/>
          <w:szCs w:val="24"/>
        </w:rPr>
        <w:t>gateway</w:t>
      </w:r>
      <w:proofErr w:type="spellEnd"/>
      <w:r w:rsidRPr="244A0C06" w:rsidR="777247B4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sz w:val="24"/>
          <w:szCs w:val="24"/>
        </w:rPr>
        <w:t xml:space="preserve"> </w:t>
      </w:r>
      <w:r w:rsidRPr="244A0C06" w:rsidR="777247B4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for </w:t>
      </w:r>
      <w:r w:rsidRPr="244A0C06" w:rsidR="6E24BF74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it to require HTTPS on incoming </w:t>
      </w:r>
      <w:r w:rsidRPr="244A0C06" w:rsidR="777247B4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requests</w:t>
      </w:r>
      <w:r w:rsidRPr="244A0C06" w:rsidR="76C489B1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from outside the cluster</w:t>
      </w:r>
      <w:r w:rsidRPr="244A0C06" w:rsidR="3A1AC7F3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.</w:t>
      </w:r>
    </w:p>
    <w:p w:rsidR="2F1FF6E1" w:rsidP="1E31E3EA" w:rsidRDefault="2F1FF6E1" w14:paraId="66179471" w14:textId="0CD2EC38">
      <w:pPr>
        <w:pStyle w:val="Normal"/>
        <w:jc w:val="center"/>
      </w:pPr>
      <w:r w:rsidR="2F1FF6E1">
        <w:drawing>
          <wp:inline wp14:editId="28089651" wp14:anchorId="5080E5BC">
            <wp:extent cx="5952401" cy="11248631"/>
            <wp:effectExtent l="0" t="0" r="0" b="0"/>
            <wp:docPr id="14864844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64d13ffa2c4a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401" cy="1124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E4270E">
        <w:rPr/>
        <w:t>Ingress Configuration for the server-side Mithril cluster</w:t>
      </w:r>
    </w:p>
    <w:p w:rsidR="09A4D6FB" w:rsidP="1E31E3EA" w:rsidRDefault="09A4D6FB" w14:paraId="5B6AAFBD" w14:textId="606368C2">
      <w:pPr>
        <w:pStyle w:val="Normal"/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</w:pPr>
      <w:r w:rsidRPr="1E31E3EA" w:rsidR="227BCD73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Using</w:t>
      </w:r>
      <w:r w:rsidRPr="1E31E3EA" w:rsidR="0AEB0C0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this configuration, we route requests from outside the cluster to </w:t>
      </w:r>
      <w:r w:rsidRPr="1E31E3EA" w:rsidR="71C4D1F7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internal services</w:t>
      </w:r>
      <w:r w:rsidRPr="1E31E3EA" w:rsidR="4342B48B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like the </w:t>
      </w:r>
      <w:r w:rsidRPr="1E31E3EA" w:rsidR="0834D670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/</w:t>
      </w:r>
      <w:r w:rsidRPr="1E31E3EA" w:rsidR="4342B48B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sz w:val="24"/>
          <w:szCs w:val="24"/>
        </w:rPr>
        <w:t>productpage</w:t>
      </w:r>
      <w:r w:rsidRPr="1E31E3EA" w:rsidR="636F4FF5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1"/>
          <w:iCs w:val="1"/>
          <w:sz w:val="24"/>
          <w:szCs w:val="24"/>
        </w:rPr>
        <w:t xml:space="preserve"> </w:t>
      </w:r>
      <w:r w:rsidRPr="1E31E3EA" w:rsidR="636F4FF5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service</w:t>
      </w:r>
      <w:r w:rsidRPr="1E31E3EA" w:rsidR="44CDBBAE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from the </w:t>
      </w:r>
      <w:hyperlink r:id="Rf8f3612e17fa406f">
        <w:r w:rsidRPr="1E31E3EA" w:rsidR="44CDBBAE">
          <w:rPr>
            <w:rStyle w:val="Hyperlink"/>
            <w:rFonts w:ascii="Calibri Light" w:hAnsi="Calibri Light" w:eastAsia="Calibri Light" w:cs="Calibri Light" w:asciiTheme="majorAscii" w:hAnsiTheme="majorAscii" w:eastAsiaTheme="majorAscii" w:cstheme="majorAscii"/>
            <w:b w:val="0"/>
            <w:bCs w:val="0"/>
            <w:i w:val="0"/>
            <w:iCs w:val="0"/>
            <w:sz w:val="24"/>
            <w:szCs w:val="24"/>
          </w:rPr>
          <w:t>bookinfo example</w:t>
        </w:r>
      </w:hyperlink>
      <w:r w:rsidRPr="1E31E3EA" w:rsidR="4342B48B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.</w:t>
      </w:r>
    </w:p>
    <w:p w:rsidR="5D5576DD" w:rsidP="5D5576DD" w:rsidRDefault="5D5576DD" w14:paraId="523AE078" w14:textId="0E6EE0DA">
      <w:pPr>
        <w:pStyle w:val="Normal"/>
        <w:jc w:val="center"/>
      </w:pPr>
    </w:p>
    <w:p w:rsidR="2B94BC27" w:rsidP="5D5576DD" w:rsidRDefault="2B94BC27" w14:paraId="1BD54305" w14:textId="5ACEBE05">
      <w:pPr>
        <w:pStyle w:val="Normal"/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2C4" w:themeColor="accent1" w:themeTint="FF" w:themeShade="FF"/>
          <w:sz w:val="32"/>
          <w:szCs w:val="32"/>
        </w:rPr>
      </w:pPr>
      <w:r w:rsidRPr="1E31E3EA" w:rsidR="2B94BC27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1C4"/>
          <w:sz w:val="32"/>
          <w:szCs w:val="32"/>
        </w:rPr>
        <w:t>Perform a curl between the workloads</w:t>
      </w:r>
    </w:p>
    <w:p w:rsidR="38FA926E" w:rsidP="4B0D0231" w:rsidRDefault="38FA926E" w14:paraId="2482118F" w14:textId="1809007E">
      <w:pPr>
        <w:pStyle w:val="Normal"/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</w:pPr>
      <w:r w:rsidRPr="4B0D0231" w:rsidR="38FA926E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We </w:t>
      </w:r>
      <w:r w:rsidRPr="4B0D0231" w:rsidR="0A2379EE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can </w:t>
      </w:r>
      <w:r w:rsidRPr="4B0D0231" w:rsidR="38FA926E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use the </w:t>
      </w:r>
      <w:hyperlink r:id="Rb3f2c3bda40541bb">
        <w:r w:rsidRPr="4B0D0231" w:rsidR="38FA926E">
          <w:rPr>
            <w:rStyle w:val="Hyperlink"/>
            <w:rFonts w:ascii="Calibri Light" w:hAnsi="Calibri Light" w:eastAsia="Calibri Light" w:cs="Calibri Light" w:asciiTheme="majorAscii" w:hAnsiTheme="majorAscii" w:eastAsiaTheme="majorAscii" w:cstheme="majorAscii"/>
            <w:b w:val="0"/>
            <w:bCs w:val="0"/>
            <w:i w:val="0"/>
            <w:iCs w:val="0"/>
            <w:sz w:val="24"/>
            <w:szCs w:val="24"/>
          </w:rPr>
          <w:t>sleep sa</w:t>
        </w:r>
      </w:hyperlink>
      <w:proofErr w:type="spellStart"/>
      <w:r w:rsidRPr="4B0D0231" w:rsidR="38FA926E">
        <w:rPr>
          <w:rStyle w:val="Hyperlink"/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mple</w:t>
      </w:r>
      <w:proofErr w:type="spellEnd"/>
      <w:r w:rsidRPr="4B0D0231" w:rsidR="38FA926E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to use </w:t>
      </w:r>
      <w:r w:rsidRPr="4B0D0231" w:rsidR="38FA926E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 xml:space="preserve">curl </w:t>
      </w:r>
      <w:r w:rsidRPr="4B0D0231" w:rsidR="38FA926E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and test the connection between the </w:t>
      </w:r>
      <w:r w:rsidRPr="4B0D0231" w:rsidR="5449EDB5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sz w:val="24"/>
          <w:szCs w:val="24"/>
        </w:rPr>
        <w:t>sleep</w:t>
      </w:r>
      <w:r w:rsidRPr="4B0D0231" w:rsidR="5449EDB5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app from the first </w:t>
      </w:r>
      <w:r w:rsidRPr="4B0D0231" w:rsidR="5F91B475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Mithril</w:t>
      </w:r>
      <w:r w:rsidRPr="4B0D0231" w:rsidR="5F91B475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cluster </w:t>
      </w:r>
      <w:r w:rsidRPr="4B0D0231" w:rsidR="5449EDB5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and the </w:t>
      </w:r>
      <w:r w:rsidRPr="4B0D0231" w:rsidR="04EFE861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P</w:t>
      </w:r>
      <w:r w:rsidRPr="4B0D0231" w:rsidR="5449EDB5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roduct</w:t>
      </w:r>
      <w:r w:rsidRPr="4B0D0231" w:rsidR="55C02C7A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 xml:space="preserve"> P</w:t>
      </w:r>
      <w:r w:rsidRPr="4B0D0231" w:rsidR="5449EDB5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age</w:t>
      </w:r>
      <w:r w:rsidRPr="4B0D0231" w:rsidR="5449EDB5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workload</w:t>
      </w:r>
      <w:r w:rsidRPr="4B0D0231" w:rsidR="07009132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from the server-side cluster.</w:t>
      </w:r>
      <w:r w:rsidRPr="4B0D0231" w:rsidR="2D3CFA48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If you have</w:t>
      </w:r>
      <w:r w:rsidRPr="4B0D0231" w:rsidR="2D3CFA48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</w:t>
      </w:r>
      <w:hyperlink w:anchor="automatic-sidecar-injection" r:id="Raedfcd418b884799">
        <w:r w:rsidRPr="4B0D0231" w:rsidR="2D3CFA48">
          <w:rPr>
            <w:rStyle w:val="Hyperlink"/>
            <w:rFonts w:ascii="Calibri Light" w:hAnsi="Calibri Light" w:eastAsia="Calibri Light" w:cs="Calibri Light" w:asciiTheme="majorAscii" w:hAnsiTheme="majorAscii" w:eastAsiaTheme="majorAscii" w:cstheme="majorAscii"/>
            <w:b w:val="0"/>
            <w:bCs w:val="0"/>
            <w:i w:val="0"/>
            <w:iCs w:val="0"/>
            <w:sz w:val="24"/>
            <w:szCs w:val="24"/>
          </w:rPr>
          <w:t>automatic sidecar injection</w:t>
        </w:r>
      </w:hyperlink>
      <w:r w:rsidRPr="4B0D0231" w:rsidR="390084EA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enabled:</w:t>
      </w:r>
    </w:p>
    <w:p w:rsidR="26DD6CA0" w:rsidP="1E31E3EA" w:rsidRDefault="26DD6CA0" w14:paraId="1B66285D" w14:textId="0AEDB0A5">
      <w:pPr>
        <w:pStyle w:val="Normal"/>
        <w:jc w:val="center"/>
      </w:pPr>
      <w:r w:rsidR="26DD6CA0">
        <w:drawing>
          <wp:inline wp14:editId="6A48CE6C" wp14:anchorId="693B6ECB">
            <wp:extent cx="4326058" cy="1721411"/>
            <wp:effectExtent l="0" t="0" r="0" b="0"/>
            <wp:docPr id="548060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ceafbbffcd45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26058" cy="172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80D529" w:rsidP="244A0C06" w:rsidRDefault="2780D529" w14:paraId="3C8D2F9B" w14:textId="5B7E7FAA">
      <w:pPr>
        <w:pStyle w:val="Normal"/>
        <w:jc w:val="center"/>
      </w:pPr>
      <w:r w:rsidR="2780D529">
        <w:drawing>
          <wp:inline wp14:editId="73C30C2E" wp14:anchorId="60C803B7">
            <wp:extent cx="4572000" cy="3438525"/>
            <wp:effectExtent l="0" t="0" r="0" b="0"/>
            <wp:docPr id="1448081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12779bfa6a4a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83C3D7" w:rsidP="244A0C06" w:rsidRDefault="0B83C3D7" w14:paraId="3F70252A" w14:textId="00F3B7B2">
      <w:pPr>
        <w:pStyle w:val="Normal"/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</w:pPr>
      <w:r w:rsidRPr="244A0C06" w:rsidR="0B83C3D7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Making usage of the </w:t>
      </w:r>
      <w:hyperlink r:id="R2b9a24cf0d2e45a0">
        <w:r w:rsidRPr="244A0C06" w:rsidR="0B83C3D7">
          <w:rPr>
            <w:rStyle w:val="Hyperlink"/>
            <w:rFonts w:ascii="Calibri Light" w:hAnsi="Calibri Light" w:eastAsia="Calibri Light" w:cs="Calibri Light" w:asciiTheme="majorAscii" w:hAnsiTheme="majorAscii" w:eastAsiaTheme="majorAscii" w:cstheme="majorAscii"/>
            <w:b w:val="0"/>
            <w:bCs w:val="0"/>
            <w:i w:val="0"/>
            <w:iCs w:val="0"/>
            <w:sz w:val="24"/>
            <w:szCs w:val="24"/>
          </w:rPr>
          <w:t>SPIFFE Helper Utility</w:t>
        </w:r>
      </w:hyperlink>
      <w:r w:rsidRPr="244A0C06" w:rsidR="0B83C3D7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</w:t>
      </w:r>
      <w:r w:rsidRPr="244A0C06" w:rsidR="540CBEC5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w</w:t>
      </w:r>
      <w:r w:rsidRPr="244A0C06" w:rsidR="0B83C3D7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e can fetch the identity for the </w:t>
      </w:r>
      <w:r w:rsidRPr="244A0C06" w:rsidR="6361F7D3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sz w:val="24"/>
          <w:szCs w:val="24"/>
        </w:rPr>
        <w:t>sleep</w:t>
      </w:r>
      <w:r w:rsidRPr="244A0C06" w:rsidR="6361F7D3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1"/>
          <w:iCs w:val="1"/>
          <w:sz w:val="24"/>
          <w:szCs w:val="24"/>
        </w:rPr>
        <w:t xml:space="preserve"> </w:t>
      </w:r>
      <w:r w:rsidRPr="244A0C06" w:rsidR="0B83C3D7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workload in the client cluster </w:t>
      </w:r>
      <w:r w:rsidRPr="244A0C06" w:rsidR="0B83C3D7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(first Mithril cluster)</w:t>
      </w:r>
      <w:r w:rsidRPr="244A0C06" w:rsidR="0B83C3D7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and use it to </w:t>
      </w:r>
      <w:r w:rsidRPr="244A0C06" w:rsidR="0B83C3D7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sz w:val="24"/>
          <w:szCs w:val="24"/>
        </w:rPr>
        <w:t xml:space="preserve">curl </w:t>
      </w:r>
      <w:r w:rsidRPr="244A0C06" w:rsidR="4AB01FF0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using</w:t>
      </w:r>
      <w:r w:rsidRPr="244A0C06" w:rsidR="1C60D189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244A0C06" w:rsidR="1C60D189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sz w:val="24"/>
          <w:szCs w:val="24"/>
        </w:rPr>
        <w:t>mTLS</w:t>
      </w:r>
      <w:proofErr w:type="spellEnd"/>
      <w:r w:rsidRPr="244A0C06" w:rsidR="1C60D189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1"/>
          <w:iCs w:val="1"/>
          <w:sz w:val="24"/>
          <w:szCs w:val="24"/>
        </w:rPr>
        <w:t xml:space="preserve"> </w:t>
      </w:r>
      <w:r w:rsidRPr="244A0C06" w:rsidR="10DCC29F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1"/>
          <w:iCs w:val="1"/>
          <w:sz w:val="24"/>
          <w:szCs w:val="24"/>
        </w:rPr>
        <w:t xml:space="preserve"> </w:t>
      </w:r>
      <w:r w:rsidRPr="244A0C06" w:rsidR="7729A639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to</w:t>
      </w:r>
      <w:r w:rsidRPr="244A0C06" w:rsidR="7729A639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1"/>
          <w:iCs w:val="1"/>
          <w:sz w:val="24"/>
          <w:szCs w:val="24"/>
        </w:rPr>
        <w:t xml:space="preserve"> </w:t>
      </w:r>
      <w:r w:rsidRPr="244A0C06" w:rsidR="4B0C5B4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the</w:t>
      </w:r>
      <w:r w:rsidRPr="244A0C06" w:rsidR="0B83C3D7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244A0C06" w:rsidR="0B83C3D7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Ingressgateway</w:t>
      </w:r>
      <w:proofErr w:type="spellEnd"/>
      <w:r w:rsidRPr="244A0C06" w:rsidR="0B83C3D7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 xml:space="preserve"> </w:t>
      </w:r>
      <w:r w:rsidRPr="244A0C06" w:rsidR="4F39BDD8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of</w:t>
      </w:r>
      <w:r w:rsidRPr="244A0C06" w:rsidR="0B83C3D7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the </w:t>
      </w:r>
      <w:r w:rsidRPr="244A0C06" w:rsidR="2D0E0472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second </w:t>
      </w:r>
      <w:r w:rsidRPr="244A0C06" w:rsidR="0B83C3D7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cluster </w:t>
      </w:r>
      <w:r w:rsidRPr="244A0C06" w:rsidR="0B83C3D7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(</w:t>
      </w:r>
      <w:r w:rsidRPr="244A0C06" w:rsidR="2FD8B123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server </w:t>
      </w:r>
      <w:r w:rsidRPr="244A0C06" w:rsidR="0B83C3D7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Mithril cluster)</w:t>
      </w:r>
      <w:r w:rsidRPr="244A0C06" w:rsidR="62C51378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and follow the destination rule configured for the </w:t>
      </w:r>
      <w:r w:rsidRPr="244A0C06" w:rsidR="5921A3F0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P</w:t>
      </w:r>
      <w:r w:rsidRPr="244A0C06" w:rsidR="62C51378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roduct</w:t>
      </w:r>
      <w:r w:rsidRPr="244A0C06" w:rsidR="5720A862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 xml:space="preserve"> P</w:t>
      </w:r>
      <w:r w:rsidRPr="244A0C06" w:rsidR="62C51378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age</w:t>
      </w:r>
      <w:r w:rsidRPr="244A0C06" w:rsidR="62C51378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1"/>
          <w:iCs w:val="1"/>
          <w:sz w:val="24"/>
          <w:szCs w:val="24"/>
        </w:rPr>
        <w:t xml:space="preserve"> </w:t>
      </w:r>
      <w:r w:rsidRPr="244A0C06" w:rsidR="62C51378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service</w:t>
      </w:r>
      <w:r w:rsidRPr="244A0C06" w:rsidR="0B83C3D7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1"/>
          <w:iCs w:val="1"/>
          <w:sz w:val="24"/>
          <w:szCs w:val="24"/>
        </w:rPr>
        <w:t>.</w:t>
      </w:r>
      <w:r w:rsidRPr="244A0C06" w:rsidR="186DC896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1"/>
          <w:iCs w:val="1"/>
          <w:sz w:val="24"/>
          <w:szCs w:val="24"/>
        </w:rPr>
        <w:t xml:space="preserve"> </w:t>
      </w:r>
      <w:r w:rsidRPr="244A0C06" w:rsidR="186DC896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On this particular example</w:t>
      </w:r>
      <w:r w:rsidRPr="244A0C06" w:rsidR="2EFD62B8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>,</w:t>
      </w:r>
      <w:r w:rsidRPr="244A0C06" w:rsidR="186DC896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 we have the </w:t>
      </w:r>
      <w:proofErr w:type="spellStart"/>
      <w:r w:rsidRPr="244A0C06" w:rsidR="186DC896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Ingressgateway</w:t>
      </w:r>
      <w:proofErr w:type="spellEnd"/>
      <w:r w:rsidRPr="244A0C06" w:rsidR="186DC896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 xml:space="preserve"> </w:t>
      </w:r>
      <w:r w:rsidRPr="244A0C06" w:rsidR="186DC896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of the server cluster exposed on </w:t>
      </w:r>
      <w:r w:rsidRPr="244A0C06" w:rsidR="635BA86D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sz w:val="24"/>
          <w:szCs w:val="24"/>
        </w:rPr>
        <w:t xml:space="preserve">the endpoint </w:t>
      </w:r>
      <w:r w:rsidRPr="244A0C06" w:rsidR="186DC896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192.</w:t>
      </w:r>
      <w:r w:rsidRPr="244A0C06" w:rsidR="1ABC65E7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168.0.54:8000</w:t>
      </w:r>
      <w:r w:rsidRPr="244A0C06" w:rsidR="0EAE6EB4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sz w:val="24"/>
          <w:szCs w:val="24"/>
        </w:rPr>
        <w:t>.</w:t>
      </w:r>
    </w:p>
    <w:p w:rsidR="7802E35A" w:rsidP="5D5576DD" w:rsidRDefault="7802E35A" w14:paraId="7BC2FC88" w14:textId="7E69DBCF">
      <w:pPr>
        <w:pStyle w:val="Normal"/>
        <w:jc w:val="left"/>
      </w:pPr>
      <w:r w:rsidR="6DE3C786">
        <w:drawing>
          <wp:inline wp14:editId="456B3A15" wp14:anchorId="04C66F06">
            <wp:extent cx="6073048" cy="4200525"/>
            <wp:effectExtent l="0" t="0" r="0" b="0"/>
            <wp:docPr id="1966563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12549fa4dd42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048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5644A" w:rsidP="5D5576DD" w:rsidRDefault="30C5644A" w14:paraId="3356A2A7" w14:textId="4ABB1B81">
      <w:pPr>
        <w:pStyle w:val="Normal"/>
        <w:jc w:val="left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  <w:r w:rsidRPr="1E31E3EA" w:rsidR="2ABC10BA"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  <w:t xml:space="preserve">Checking </w:t>
      </w:r>
      <w:r w:rsidRPr="1E31E3EA" w:rsidR="30C5644A"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  <w:t xml:space="preserve">the </w:t>
      </w:r>
      <w:r w:rsidRPr="1E31E3EA" w:rsidR="08559DFA"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  <w:t>response from the server</w:t>
      </w:r>
      <w:r w:rsidRPr="1E31E3EA" w:rsidR="4273C16E"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  <w:t>:</w:t>
      </w:r>
    </w:p>
    <w:p w:rsidR="5EA1BD76" w:rsidP="1E31E3EA" w:rsidRDefault="5EA1BD76" w14:paraId="28B3AAC6" w14:textId="1182AB40">
      <w:pPr>
        <w:pStyle w:val="Normal"/>
        <w:jc w:val="left"/>
        <w:rPr>
          <w:rFonts w:ascii="Calibri Light" w:hAnsi="Calibri Light" w:eastAsia="Calibri Light" w:cs="Calibri Light" w:asciiTheme="majorAscii" w:hAnsiTheme="majorAscii" w:eastAsiaTheme="majorAscii" w:cstheme="majorAscii"/>
          <w:sz w:val="24"/>
          <w:szCs w:val="24"/>
        </w:rPr>
      </w:pPr>
    </w:p>
    <w:p w:rsidR="5EA1BD76" w:rsidP="1E31E3EA" w:rsidRDefault="5EA1BD76" w14:paraId="750C06E7" w14:textId="776BB89C">
      <w:pPr>
        <w:pStyle w:val="Normal"/>
        <w:jc w:val="center"/>
      </w:pPr>
      <w:r w:rsidR="344F8557">
        <w:drawing>
          <wp:inline wp14:editId="4B0D0231" wp14:anchorId="6B34D8D4">
            <wp:extent cx="4572000" cy="4038600"/>
            <wp:effectExtent l="0" t="0" r="0" b="0"/>
            <wp:docPr id="879989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a97d70ea154a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31E3EA" w:rsidP="1E31E3EA" w:rsidRDefault="1E31E3EA" w14:paraId="5191E483" w14:textId="65AD478F">
      <w:pPr>
        <w:pStyle w:val="Normal"/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1C4"/>
          <w:sz w:val="32"/>
          <w:szCs w:val="32"/>
        </w:rPr>
      </w:pPr>
    </w:p>
    <w:p w:rsidR="6199D71B" w:rsidP="1E31E3EA" w:rsidRDefault="6199D71B" w14:paraId="5D48B773" w14:textId="649ABB51">
      <w:pPr>
        <w:pStyle w:val="Normal"/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1C4" w:themeColor="accent1" w:themeTint="FF" w:themeShade="FF"/>
          <w:sz w:val="32"/>
          <w:szCs w:val="32"/>
        </w:rPr>
      </w:pPr>
      <w:r w:rsidRPr="1E31E3EA" w:rsidR="6199D71B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1C4"/>
          <w:sz w:val="32"/>
          <w:szCs w:val="32"/>
        </w:rPr>
        <w:t xml:space="preserve">Inspecting the credential </w:t>
      </w:r>
      <w:r w:rsidRPr="1E31E3EA" w:rsidR="6199D71B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1C4"/>
          <w:sz w:val="32"/>
          <w:szCs w:val="32"/>
        </w:rPr>
        <w:t>material of</w:t>
      </w:r>
      <w:r w:rsidRPr="1E31E3EA" w:rsidR="6199D71B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1C4"/>
          <w:sz w:val="32"/>
          <w:szCs w:val="32"/>
        </w:rPr>
        <w:t xml:space="preserve"> the workloads</w:t>
      </w:r>
    </w:p>
    <w:p w:rsidR="5D5576DD" w:rsidP="1E31E3EA" w:rsidRDefault="5D5576DD" w14:paraId="2D8E8AB8" w14:textId="178308F4">
      <w:pPr>
        <w:pStyle w:val="Normal"/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4471C4"/>
          <w:sz w:val="32"/>
          <w:szCs w:val="32"/>
        </w:rPr>
      </w:pPr>
    </w:p>
    <w:p w:rsidR="5D5576DD" w:rsidP="1E31E3EA" w:rsidRDefault="5D5576DD" w14:paraId="03DD2252" w14:textId="0C78DC1E">
      <w:pPr>
        <w:pStyle w:val="Normal"/>
        <w:jc w:val="center"/>
      </w:pPr>
      <w:r w:rsidR="6EB03BF0">
        <w:drawing>
          <wp:inline wp14:editId="345FF491" wp14:anchorId="6871661E">
            <wp:extent cx="5613401" cy="12192001"/>
            <wp:effectExtent l="0" t="0" r="0" b="0"/>
            <wp:docPr id="1267179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18741040cc47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3401" cy="1219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9334E1" w:rsidP="1E31E3EA" w:rsidRDefault="309334E1" w14:paraId="0A06EB35" w14:textId="5C7BA8ED">
      <w:pPr>
        <w:pStyle w:val="Normal"/>
        <w:jc w:val="center"/>
      </w:pPr>
      <w:r w:rsidR="309334E1">
        <w:drawing>
          <wp:inline wp14:editId="019B95DD" wp14:anchorId="71926173">
            <wp:extent cx="5629275" cy="3447931"/>
            <wp:effectExtent l="0" t="0" r="0" b="0"/>
            <wp:docPr id="61143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f204e339aa44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44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31E3EA" w:rsidP="1E31E3EA" w:rsidRDefault="1E31E3EA" w14:paraId="2313F272" w14:textId="39EB468A">
      <w:pPr>
        <w:pStyle w:val="Normal"/>
        <w:jc w:val="center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62fc9890829b476f"/>
      <w:footerReference w:type="default" r:id="R6da271eb52a243bd"/>
    </w:sectPr>
  </w:body>
</w:document>
</file>

<file path=word/comments.xml><?xml version="1.0" encoding="utf-8"?>
<w:comments xmlns:w14="http://schemas.microsoft.com/office/word/2010/wordml" xmlns:w="http://schemas.openxmlformats.org/wordprocessingml/2006/main">
  <w:comment w:initials="GU" w:author="Guest User" w:date="2021-08-17T11:34:27" w:id="2143000238">
    <w:p w:rsidR="244A0C06" w:rsidRDefault="244A0C06" w14:paraId="5ECCBCCC" w14:textId="6C32BB3B">
      <w:pPr>
        <w:pStyle w:val="CommentText"/>
      </w:pPr>
      <w:r w:rsidR="244A0C06">
        <w:rPr/>
        <w:t>"using the `disk` upstream authority plugin"</w:t>
      </w:r>
      <w:r>
        <w:rPr>
          <w:rStyle w:val="CommentReference"/>
        </w:rPr>
        <w:annotationRef/>
      </w:r>
    </w:p>
  </w:comment>
  <w:comment w:initials="LM" w:author="Lambrecht, Max" w:date="2021-08-17T14:29:17" w:id="1455684569">
    <w:p w:rsidR="244A0C06" w:rsidRDefault="244A0C06" w14:paraId="23868FA5" w14:textId="518C66D5">
      <w:pPr>
        <w:pStyle w:val="CommentText"/>
      </w:pPr>
      <w:r w:rsidR="244A0C06">
        <w:rPr/>
        <w:t>A diagram showing the components (workloads, spire, spiffe helper, ingress, etc) in each cluster and the connections among them would great.</w:t>
      </w:r>
      <w:r>
        <w:rPr>
          <w:rStyle w:val="CommentReference"/>
        </w:rPr>
        <w:annotationRef/>
      </w:r>
    </w:p>
  </w:comment>
  <w:comment w:initials="AA" w:author="Alvino, Alexandre" w:date="2021-08-17T14:35:38" w:id="370667386">
    <w:p w:rsidR="244A0C06" w:rsidRDefault="244A0C06" w14:paraId="694FCDA9" w14:textId="60BBF845">
      <w:pPr>
        <w:pStyle w:val="CommentText"/>
      </w:pPr>
      <w:r w:rsidR="244A0C06">
        <w:rPr/>
        <w:t>Great idea! Will work on that</w:t>
      </w:r>
      <w:r>
        <w:rPr>
          <w:rStyle w:val="CommentReference"/>
        </w:rPr>
        <w:annotationRef/>
      </w:r>
    </w:p>
  </w:comment>
  <w:comment w:initials="CM" w:author="Churichi, Maximiliano" w:date="2021-08-17T14:40:06" w:id="1814062478">
    <w:p w:rsidR="244A0C06" w:rsidRDefault="244A0C06" w14:paraId="70F4A72B" w14:textId="62B73036">
      <w:pPr>
        <w:pStyle w:val="CommentText"/>
      </w:pPr>
      <w:r w:rsidR="244A0C06">
        <w:rPr/>
        <w:t>what sidecards?</w:t>
      </w: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1" w15:paraId="5ECCBCCC"/>
  <w15:commentEx w15:done="0" w15:paraId="23868FA5"/>
  <w15:commentEx w15:done="0" w15:paraId="694FCDA9" w15:paraIdParent="23868FA5"/>
  <w15:commentEx w15:done="1" w15:paraId="70F4A72B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48D91CD7" w16cex:dateUtc="2021-08-17T14:34:27.086Z"/>
  <w16cex:commentExtensible w16cex:durableId="1DC4416B" w16cex:dateUtc="2021-08-17T17:29:17.279Z"/>
  <w16cex:commentExtensible w16cex:durableId="2B2FE206" w16cex:dateUtc="2021-08-17T17:35:38.403Z"/>
  <w16cex:commentExtensible w16cex:durableId="091C7874" w16cex:dateUtc="2021-08-17T17:40:06.493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5ECCBCCC" w16cid:durableId="48D91CD7"/>
  <w16cid:commentId w16cid:paraId="23868FA5" w16cid:durableId="1DC4416B"/>
  <w16cid:commentId w16cid:paraId="694FCDA9" w16cid:durableId="2B2FE206"/>
  <w16cid:commentId w16cid:paraId="70F4A72B" w16cid:durableId="091C7874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D5576DD" w:rsidTr="5D5576DD" w14:paraId="4FFE8EF5">
      <w:tc>
        <w:tcPr>
          <w:tcW w:w="3120" w:type="dxa"/>
          <w:tcMar/>
        </w:tcPr>
        <w:p w:rsidR="5D5576DD" w:rsidP="5D5576DD" w:rsidRDefault="5D5576DD" w14:paraId="4D1728E6" w14:textId="06CF1C09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5D5576DD" w:rsidP="5D5576DD" w:rsidRDefault="5D5576DD" w14:paraId="1805BAA0" w14:textId="434A9F15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D5576DD" w:rsidP="5D5576DD" w:rsidRDefault="5D5576DD" w14:paraId="0C4A438B" w14:textId="431B8C8A">
          <w:pPr>
            <w:pStyle w:val="Header"/>
            <w:bidi w:val="0"/>
            <w:ind w:right="-115"/>
            <w:jc w:val="right"/>
          </w:pPr>
        </w:p>
      </w:tc>
    </w:tr>
  </w:tbl>
  <w:p w:rsidR="5D5576DD" w:rsidP="5D5576DD" w:rsidRDefault="5D5576DD" w14:paraId="5E1038B6" w14:textId="51C36794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D5576DD" w:rsidTr="5D5576DD" w14:paraId="524CD084">
      <w:tc>
        <w:tcPr>
          <w:tcW w:w="3120" w:type="dxa"/>
          <w:tcMar/>
        </w:tcPr>
        <w:p w:rsidR="5D5576DD" w:rsidP="5D5576DD" w:rsidRDefault="5D5576DD" w14:paraId="124EB2C3" w14:textId="62EAA646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5D5576DD" w:rsidP="5D5576DD" w:rsidRDefault="5D5576DD" w14:paraId="05D560A5" w14:textId="3D68EA1C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D5576DD" w:rsidP="5D5576DD" w:rsidRDefault="5D5576DD" w14:paraId="101201EF" w14:textId="5AFE6C22">
          <w:pPr>
            <w:pStyle w:val="Header"/>
            <w:bidi w:val="0"/>
            <w:ind w:right="-115"/>
            <w:jc w:val="right"/>
          </w:pPr>
        </w:p>
      </w:tc>
    </w:tr>
  </w:tbl>
  <w:p w:rsidR="5D5576DD" w:rsidP="5D5576DD" w:rsidRDefault="5D5576DD" w14:paraId="2BA12625" w14:textId="44F4AE19">
    <w:pPr>
      <w:pStyle w:val="Header"/>
      <w:bidi w:val="0"/>
    </w:pPr>
  </w:p>
</w:hdr>
</file>

<file path=word/people.xml><?xml version="1.0" encoding="utf-8"?>
<w15:people xmlns:mc="http://schemas.openxmlformats.org/markup-compatibility/2006" xmlns:w15="http://schemas.microsoft.com/office/word/2012/wordml" mc:Ignorable="w15">
  <w15:person w15:author="Alvino, Alexandre">
    <w15:presenceInfo w15:providerId="AD" w15:userId="S::alexandre.alvino@hpe.com::3d04e829-4dd9-4e19-88cd-b18ff653ede2"/>
  </w15:person>
  <w15:person w15:author="Guest User">
    <w15:presenceInfo w15:providerId="AD" w15:userId="S::urn:spo:anon#9a02a95feb81b23aa189865a9ba267e11818eb6696487e74616027a507d1f74a::"/>
  </w15:person>
  <w15:person w15:author="Churichi, Maximiliano">
    <w15:presenceInfo w15:providerId="AD" w15:userId="S::maximiliano.churichi@hpe.com::7453afee-4e64-457e-b8ed-99f652399ea4"/>
  </w15:person>
  <w15:person w15:author="Lambrecht, Max">
    <w15:presenceInfo w15:providerId="AD" w15:userId="S::max.lambrecht@hpe.com::485e9aa3-545b-44f4-a8cf-1d56f1ba30e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EE41776"/>
    <w:rsid w:val="00429950"/>
    <w:rsid w:val="00B46B8E"/>
    <w:rsid w:val="020F9A30"/>
    <w:rsid w:val="03197E9D"/>
    <w:rsid w:val="031DDF53"/>
    <w:rsid w:val="04073232"/>
    <w:rsid w:val="041724F6"/>
    <w:rsid w:val="041D1D73"/>
    <w:rsid w:val="045EB474"/>
    <w:rsid w:val="04BCD4E1"/>
    <w:rsid w:val="04C1D77F"/>
    <w:rsid w:val="04EFE861"/>
    <w:rsid w:val="054316FF"/>
    <w:rsid w:val="05747CDB"/>
    <w:rsid w:val="060D5760"/>
    <w:rsid w:val="06729226"/>
    <w:rsid w:val="06CD8DE8"/>
    <w:rsid w:val="06F06C73"/>
    <w:rsid w:val="07009132"/>
    <w:rsid w:val="07137999"/>
    <w:rsid w:val="07751A7A"/>
    <w:rsid w:val="07D00694"/>
    <w:rsid w:val="07F94C9C"/>
    <w:rsid w:val="0834D670"/>
    <w:rsid w:val="08559DFA"/>
    <w:rsid w:val="089A88B7"/>
    <w:rsid w:val="08FFA400"/>
    <w:rsid w:val="09A4D6FB"/>
    <w:rsid w:val="0A2379EE"/>
    <w:rsid w:val="0A3F03C1"/>
    <w:rsid w:val="0A890B95"/>
    <w:rsid w:val="0AEB0C0D"/>
    <w:rsid w:val="0B17F0A6"/>
    <w:rsid w:val="0B83C3D7"/>
    <w:rsid w:val="0C30AD6C"/>
    <w:rsid w:val="0C9465FB"/>
    <w:rsid w:val="0CD89F2D"/>
    <w:rsid w:val="0CE3DB1F"/>
    <w:rsid w:val="0D69400E"/>
    <w:rsid w:val="0E20144A"/>
    <w:rsid w:val="0EA65AFB"/>
    <w:rsid w:val="0EAE6EB4"/>
    <w:rsid w:val="0EB1CA2F"/>
    <w:rsid w:val="0ED2077C"/>
    <w:rsid w:val="0F8B9C0C"/>
    <w:rsid w:val="0FBFE53E"/>
    <w:rsid w:val="109B5CBD"/>
    <w:rsid w:val="10DCC29F"/>
    <w:rsid w:val="1134106E"/>
    <w:rsid w:val="11999C0A"/>
    <w:rsid w:val="11B5DFE9"/>
    <w:rsid w:val="1250566C"/>
    <w:rsid w:val="1291285B"/>
    <w:rsid w:val="12AE73CC"/>
    <w:rsid w:val="12C70D6F"/>
    <w:rsid w:val="135546B9"/>
    <w:rsid w:val="1385AB80"/>
    <w:rsid w:val="13CC6481"/>
    <w:rsid w:val="14E4D471"/>
    <w:rsid w:val="152E15EB"/>
    <w:rsid w:val="1576DB6A"/>
    <w:rsid w:val="157B6DBC"/>
    <w:rsid w:val="158D3CE7"/>
    <w:rsid w:val="15B68E5C"/>
    <w:rsid w:val="15CC4D45"/>
    <w:rsid w:val="1648D991"/>
    <w:rsid w:val="16798195"/>
    <w:rsid w:val="1706B951"/>
    <w:rsid w:val="18089F13"/>
    <w:rsid w:val="184EFC48"/>
    <w:rsid w:val="1864CD07"/>
    <w:rsid w:val="186D61AB"/>
    <w:rsid w:val="186DC896"/>
    <w:rsid w:val="188C35BC"/>
    <w:rsid w:val="18BE18B1"/>
    <w:rsid w:val="19669BC2"/>
    <w:rsid w:val="197C870E"/>
    <w:rsid w:val="1A475FF6"/>
    <w:rsid w:val="1AA41069"/>
    <w:rsid w:val="1ABC65E7"/>
    <w:rsid w:val="1AF9EFAD"/>
    <w:rsid w:val="1B10E667"/>
    <w:rsid w:val="1B350D23"/>
    <w:rsid w:val="1C405102"/>
    <w:rsid w:val="1C49C593"/>
    <w:rsid w:val="1C60D189"/>
    <w:rsid w:val="1C8D400F"/>
    <w:rsid w:val="1D87515E"/>
    <w:rsid w:val="1DDC5434"/>
    <w:rsid w:val="1E31E3EA"/>
    <w:rsid w:val="1E48CDAE"/>
    <w:rsid w:val="1E504FE9"/>
    <w:rsid w:val="1F2321BF"/>
    <w:rsid w:val="1F249E32"/>
    <w:rsid w:val="1F6680E6"/>
    <w:rsid w:val="1F936C87"/>
    <w:rsid w:val="1FA49E76"/>
    <w:rsid w:val="2062F139"/>
    <w:rsid w:val="208ED68C"/>
    <w:rsid w:val="20AF3F53"/>
    <w:rsid w:val="20CFEF8E"/>
    <w:rsid w:val="216BE38B"/>
    <w:rsid w:val="21B671C5"/>
    <w:rsid w:val="227BCD73"/>
    <w:rsid w:val="22A20B3F"/>
    <w:rsid w:val="23BCA1D4"/>
    <w:rsid w:val="243ADBB3"/>
    <w:rsid w:val="244A0C06"/>
    <w:rsid w:val="249C2C47"/>
    <w:rsid w:val="24B00DF8"/>
    <w:rsid w:val="252B1158"/>
    <w:rsid w:val="253276DE"/>
    <w:rsid w:val="25542AEA"/>
    <w:rsid w:val="25742B94"/>
    <w:rsid w:val="261DCF55"/>
    <w:rsid w:val="26593A7E"/>
    <w:rsid w:val="2671475C"/>
    <w:rsid w:val="26951609"/>
    <w:rsid w:val="26DD6CA0"/>
    <w:rsid w:val="2780D529"/>
    <w:rsid w:val="27978CEE"/>
    <w:rsid w:val="27B25F0B"/>
    <w:rsid w:val="27BFE712"/>
    <w:rsid w:val="281E1B08"/>
    <w:rsid w:val="2825B349"/>
    <w:rsid w:val="2A2431F1"/>
    <w:rsid w:val="2A2CA769"/>
    <w:rsid w:val="2A91F07B"/>
    <w:rsid w:val="2ABC10BA"/>
    <w:rsid w:val="2AF2456E"/>
    <w:rsid w:val="2B4229D1"/>
    <w:rsid w:val="2B94BC27"/>
    <w:rsid w:val="2C134769"/>
    <w:rsid w:val="2C42CF1E"/>
    <w:rsid w:val="2CFEC9BA"/>
    <w:rsid w:val="2D0E0472"/>
    <w:rsid w:val="2D2C4D29"/>
    <w:rsid w:val="2D3CFA48"/>
    <w:rsid w:val="2D3DAB21"/>
    <w:rsid w:val="2D4BFE27"/>
    <w:rsid w:val="2E393879"/>
    <w:rsid w:val="2EFD62B8"/>
    <w:rsid w:val="2F0B3995"/>
    <w:rsid w:val="2F1FF6E1"/>
    <w:rsid w:val="2FB34CCA"/>
    <w:rsid w:val="2FB6543A"/>
    <w:rsid w:val="2FD8B123"/>
    <w:rsid w:val="309334E1"/>
    <w:rsid w:val="30C5644A"/>
    <w:rsid w:val="30D515EA"/>
    <w:rsid w:val="3113E8DF"/>
    <w:rsid w:val="31386B26"/>
    <w:rsid w:val="316AF1C8"/>
    <w:rsid w:val="316FA0C7"/>
    <w:rsid w:val="324C651D"/>
    <w:rsid w:val="324E9E72"/>
    <w:rsid w:val="3270E64B"/>
    <w:rsid w:val="328FC08D"/>
    <w:rsid w:val="331D5151"/>
    <w:rsid w:val="331EB43C"/>
    <w:rsid w:val="334CFD54"/>
    <w:rsid w:val="344F8557"/>
    <w:rsid w:val="34EFD4A9"/>
    <w:rsid w:val="356A7F91"/>
    <w:rsid w:val="358A1ACB"/>
    <w:rsid w:val="35A8870D"/>
    <w:rsid w:val="35D326AF"/>
    <w:rsid w:val="3648AAB0"/>
    <w:rsid w:val="367F44CE"/>
    <w:rsid w:val="36C681BA"/>
    <w:rsid w:val="36E56760"/>
    <w:rsid w:val="370E55C4"/>
    <w:rsid w:val="3745B7FE"/>
    <w:rsid w:val="37703928"/>
    <w:rsid w:val="37D791A4"/>
    <w:rsid w:val="3862BA03"/>
    <w:rsid w:val="38E5E5F1"/>
    <w:rsid w:val="38FA926E"/>
    <w:rsid w:val="390084EA"/>
    <w:rsid w:val="391671A9"/>
    <w:rsid w:val="3A1AC7F3"/>
    <w:rsid w:val="3ABB320A"/>
    <w:rsid w:val="3ABF82C6"/>
    <w:rsid w:val="3AC1F5D6"/>
    <w:rsid w:val="3B6E8B14"/>
    <w:rsid w:val="3B6FA1D2"/>
    <w:rsid w:val="3B983B06"/>
    <w:rsid w:val="3C5DC637"/>
    <w:rsid w:val="3C68BEA5"/>
    <w:rsid w:val="3CF5B1AC"/>
    <w:rsid w:val="3D6F805C"/>
    <w:rsid w:val="3DE6261A"/>
    <w:rsid w:val="3DE9E2CC"/>
    <w:rsid w:val="3E0208C2"/>
    <w:rsid w:val="3E160C68"/>
    <w:rsid w:val="3E72EB6C"/>
    <w:rsid w:val="3EB3061D"/>
    <w:rsid w:val="3ED48A44"/>
    <w:rsid w:val="3EE4270E"/>
    <w:rsid w:val="3F4D09D8"/>
    <w:rsid w:val="40C6BC30"/>
    <w:rsid w:val="425339FA"/>
    <w:rsid w:val="426989EB"/>
    <w:rsid w:val="4273C16E"/>
    <w:rsid w:val="42BE5109"/>
    <w:rsid w:val="4342B48B"/>
    <w:rsid w:val="43578327"/>
    <w:rsid w:val="43736B80"/>
    <w:rsid w:val="43AD20B5"/>
    <w:rsid w:val="43CAFDF5"/>
    <w:rsid w:val="446C62F8"/>
    <w:rsid w:val="44CDBBAE"/>
    <w:rsid w:val="44FD750C"/>
    <w:rsid w:val="4555705E"/>
    <w:rsid w:val="45648400"/>
    <w:rsid w:val="46936CCD"/>
    <w:rsid w:val="47DC4CDE"/>
    <w:rsid w:val="485CB131"/>
    <w:rsid w:val="485D5213"/>
    <w:rsid w:val="486E2423"/>
    <w:rsid w:val="489B47EA"/>
    <w:rsid w:val="48DD67A5"/>
    <w:rsid w:val="49462E50"/>
    <w:rsid w:val="49D31BD6"/>
    <w:rsid w:val="4A0F2A1B"/>
    <w:rsid w:val="4A5EC390"/>
    <w:rsid w:val="4A64C909"/>
    <w:rsid w:val="4AAE813C"/>
    <w:rsid w:val="4AB01FF0"/>
    <w:rsid w:val="4AFB6448"/>
    <w:rsid w:val="4B0C5B4D"/>
    <w:rsid w:val="4B0D0231"/>
    <w:rsid w:val="4BB2B436"/>
    <w:rsid w:val="4C475126"/>
    <w:rsid w:val="4CE54ADF"/>
    <w:rsid w:val="4CF05C85"/>
    <w:rsid w:val="4DB8615B"/>
    <w:rsid w:val="4DE49DFA"/>
    <w:rsid w:val="4DFC49E4"/>
    <w:rsid w:val="4E05CF4B"/>
    <w:rsid w:val="4E302958"/>
    <w:rsid w:val="4EEACD6C"/>
    <w:rsid w:val="4F30C85A"/>
    <w:rsid w:val="4F39BDD8"/>
    <w:rsid w:val="4F981A45"/>
    <w:rsid w:val="4FD71522"/>
    <w:rsid w:val="50CC98BB"/>
    <w:rsid w:val="50FD05CC"/>
    <w:rsid w:val="5112AE85"/>
    <w:rsid w:val="5133EAA6"/>
    <w:rsid w:val="52579E7F"/>
    <w:rsid w:val="52778EE6"/>
    <w:rsid w:val="52BDAE73"/>
    <w:rsid w:val="52E909C0"/>
    <w:rsid w:val="536ACC98"/>
    <w:rsid w:val="538A528E"/>
    <w:rsid w:val="53D8E965"/>
    <w:rsid w:val="540CBEC5"/>
    <w:rsid w:val="5449EDB5"/>
    <w:rsid w:val="54891E31"/>
    <w:rsid w:val="55530AB7"/>
    <w:rsid w:val="55634F48"/>
    <w:rsid w:val="55C02C7A"/>
    <w:rsid w:val="55F73CF2"/>
    <w:rsid w:val="55F73CF2"/>
    <w:rsid w:val="563B3DD9"/>
    <w:rsid w:val="5657BF9E"/>
    <w:rsid w:val="5720A862"/>
    <w:rsid w:val="57C155E1"/>
    <w:rsid w:val="58AC43DE"/>
    <w:rsid w:val="58E79BD5"/>
    <w:rsid w:val="5921A3F0"/>
    <w:rsid w:val="596FE990"/>
    <w:rsid w:val="5A3CCB9E"/>
    <w:rsid w:val="5AB3F8B1"/>
    <w:rsid w:val="5BA5DED0"/>
    <w:rsid w:val="5BB612EF"/>
    <w:rsid w:val="5BC0E401"/>
    <w:rsid w:val="5BDB3F59"/>
    <w:rsid w:val="5C080112"/>
    <w:rsid w:val="5C766250"/>
    <w:rsid w:val="5CD982FB"/>
    <w:rsid w:val="5D5576DD"/>
    <w:rsid w:val="5E02AF4A"/>
    <w:rsid w:val="5E0ADA50"/>
    <w:rsid w:val="5E3CC409"/>
    <w:rsid w:val="5E4458C6"/>
    <w:rsid w:val="5EA1BD76"/>
    <w:rsid w:val="5EE3422D"/>
    <w:rsid w:val="5F1BBB6D"/>
    <w:rsid w:val="5F438FEB"/>
    <w:rsid w:val="5F91B475"/>
    <w:rsid w:val="5FDF2B14"/>
    <w:rsid w:val="5FF43BB5"/>
    <w:rsid w:val="6003849D"/>
    <w:rsid w:val="600DBEE7"/>
    <w:rsid w:val="6026D8F7"/>
    <w:rsid w:val="60D1D92D"/>
    <w:rsid w:val="610DB39E"/>
    <w:rsid w:val="611ED97F"/>
    <w:rsid w:val="6168B9E7"/>
    <w:rsid w:val="6199D71B"/>
    <w:rsid w:val="61BE2693"/>
    <w:rsid w:val="61BF91DA"/>
    <w:rsid w:val="61CED473"/>
    <w:rsid w:val="61F4AE93"/>
    <w:rsid w:val="622999C0"/>
    <w:rsid w:val="62497B9B"/>
    <w:rsid w:val="6294BC19"/>
    <w:rsid w:val="62BAA9E0"/>
    <w:rsid w:val="62C51378"/>
    <w:rsid w:val="63375FB7"/>
    <w:rsid w:val="635BA86D"/>
    <w:rsid w:val="6361F7D3"/>
    <w:rsid w:val="636F4FF5"/>
    <w:rsid w:val="63D73758"/>
    <w:rsid w:val="646D1732"/>
    <w:rsid w:val="64A1952A"/>
    <w:rsid w:val="654D59E1"/>
    <w:rsid w:val="655C9C7A"/>
    <w:rsid w:val="655C9C7A"/>
    <w:rsid w:val="65A4F2D1"/>
    <w:rsid w:val="65E5AAC6"/>
    <w:rsid w:val="6615F7AF"/>
    <w:rsid w:val="66234016"/>
    <w:rsid w:val="666D748A"/>
    <w:rsid w:val="66F05E7B"/>
    <w:rsid w:val="671A8446"/>
    <w:rsid w:val="6737FB75"/>
    <w:rsid w:val="682F7179"/>
    <w:rsid w:val="686629DF"/>
    <w:rsid w:val="69472DE7"/>
    <w:rsid w:val="69511308"/>
    <w:rsid w:val="69738DDD"/>
    <w:rsid w:val="69EEA52E"/>
    <w:rsid w:val="6A070D28"/>
    <w:rsid w:val="6A48CE6C"/>
    <w:rsid w:val="6A87D22C"/>
    <w:rsid w:val="6CC59BA2"/>
    <w:rsid w:val="6CFEB48F"/>
    <w:rsid w:val="6D7EC760"/>
    <w:rsid w:val="6DCB63B3"/>
    <w:rsid w:val="6DE3C786"/>
    <w:rsid w:val="6E24BF74"/>
    <w:rsid w:val="6E5B1EA0"/>
    <w:rsid w:val="6EABCB58"/>
    <w:rsid w:val="6EB03BF0"/>
    <w:rsid w:val="6EF14F27"/>
    <w:rsid w:val="6FFD3C64"/>
    <w:rsid w:val="700DEA5B"/>
    <w:rsid w:val="702D6114"/>
    <w:rsid w:val="7135DD28"/>
    <w:rsid w:val="71C4D1F7"/>
    <w:rsid w:val="721DB65C"/>
    <w:rsid w:val="728D57FA"/>
    <w:rsid w:val="7313FD84"/>
    <w:rsid w:val="73EE427C"/>
    <w:rsid w:val="73F8CA8F"/>
    <w:rsid w:val="740E7B9D"/>
    <w:rsid w:val="741C9AD7"/>
    <w:rsid w:val="742F376F"/>
    <w:rsid w:val="7562AF2E"/>
    <w:rsid w:val="756B187F"/>
    <w:rsid w:val="76226886"/>
    <w:rsid w:val="76C489B1"/>
    <w:rsid w:val="7729A639"/>
    <w:rsid w:val="7757DA5E"/>
    <w:rsid w:val="777247B4"/>
    <w:rsid w:val="7802E35A"/>
    <w:rsid w:val="7822C614"/>
    <w:rsid w:val="7824EFEA"/>
    <w:rsid w:val="784AA9EF"/>
    <w:rsid w:val="7859B56D"/>
    <w:rsid w:val="78DBC9BF"/>
    <w:rsid w:val="795F1811"/>
    <w:rsid w:val="798737A7"/>
    <w:rsid w:val="79CB66C5"/>
    <w:rsid w:val="79E5E6C6"/>
    <w:rsid w:val="7A1ACDF7"/>
    <w:rsid w:val="7A9E78F3"/>
    <w:rsid w:val="7AFFA050"/>
    <w:rsid w:val="7B230808"/>
    <w:rsid w:val="7B824AB1"/>
    <w:rsid w:val="7BB0A390"/>
    <w:rsid w:val="7BC84B11"/>
    <w:rsid w:val="7BD0743F"/>
    <w:rsid w:val="7BD4B339"/>
    <w:rsid w:val="7C005A8D"/>
    <w:rsid w:val="7C382549"/>
    <w:rsid w:val="7CB6A628"/>
    <w:rsid w:val="7CD7A7B0"/>
    <w:rsid w:val="7D3A3EA0"/>
    <w:rsid w:val="7E26B037"/>
    <w:rsid w:val="7E7981A7"/>
    <w:rsid w:val="7EE41776"/>
    <w:rsid w:val="7FB0226F"/>
    <w:rsid w:val="7FBA604E"/>
    <w:rsid w:val="7FDEE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41776"/>
  <w15:chartTrackingRefBased/>
  <w15:docId w15:val="{F14BB864-1BEA-4873-90E4-E77B242AB69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EndnoteReference" mc:Ignorable="w14">
    <w:basedOn xmlns:w="http://schemas.openxmlformats.org/wordprocessingml/2006/main" w:val="DefaultParagraphFont"/>
    <w:name xmlns:w="http://schemas.openxmlformats.org/wordprocessingml/2006/main" w:val="endnote reference"/>
    <w:rPr xmlns:w="http://schemas.openxmlformats.org/wordprocessingml/2006/main">
      <w:vertAlign w:val="superscript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eader" Target="/word/header.xml" Id="R62fc9890829b476f" /><Relationship Type="http://schemas.openxmlformats.org/officeDocument/2006/relationships/footer" Target="/word/footer.xml" Id="R6da271eb52a243bd" /><Relationship Type="http://schemas.openxmlformats.org/officeDocument/2006/relationships/image" Target="/media/image8.png" Id="R6d64d13ffa2c4afe" /><Relationship Type="http://schemas.openxmlformats.org/officeDocument/2006/relationships/hyperlink" Target="https://istio.io/latest/docs/examples/bookinfo/" TargetMode="External" Id="Rf8f3612e17fa406f" /><Relationship Type="http://schemas.openxmlformats.org/officeDocument/2006/relationships/image" Target="/media/imagea.png" Id="R9712549fa4dd423a" /><Relationship Type="http://schemas.openxmlformats.org/officeDocument/2006/relationships/image" Target="/media/imaged.png" Id="R06f204e339aa4466" /><Relationship Type="http://schemas.openxmlformats.org/officeDocument/2006/relationships/comments" Target="/word/comments.xml" Id="R984600c7cb22413b" /><Relationship Type="http://schemas.microsoft.com/office/2011/relationships/people" Target="/word/people.xml" Id="R3935c9262230475a" /><Relationship Type="http://schemas.microsoft.com/office/2011/relationships/commentsExtended" Target="/word/commentsExtended.xml" Id="R328b840d11794e8a" /><Relationship Type="http://schemas.microsoft.com/office/2016/09/relationships/commentsIds" Target="/word/commentsIds.xml" Id="R9d552393a04c44ab" /><Relationship Type="http://schemas.microsoft.com/office/2018/08/relationships/commentsExtensible" Target="/word/commentsExtensible.xml" Id="R0793b96510814604" /><Relationship Type="http://schemas.openxmlformats.org/officeDocument/2006/relationships/hyperlink" Target="https://github.com/spiffe/spire/blob/v1.0.1/doc/plugin_server_upstreamauthority_disk.md" TargetMode="External" Id="Rd4cd69fcf12b4f07" /><Relationship Type="http://schemas.openxmlformats.org/officeDocument/2006/relationships/image" Target="/media/imagee.png" Id="Rb00b5cfb3fc84aff" /><Relationship Type="http://schemas.openxmlformats.org/officeDocument/2006/relationships/hyperlink" Target="https://istio.io/latest/blog/2020/istiod/" TargetMode="External" Id="R34008e2bbe454d40" /><Relationship Type="http://schemas.openxmlformats.org/officeDocument/2006/relationships/hyperlink" Target="https://istio.io/latest/docs/reference/commands/pilot-agent/" TargetMode="External" Id="Rc6fe64eb7991448c" /><Relationship Type="http://schemas.openxmlformats.org/officeDocument/2006/relationships/hyperlink" Target="https://github.com/spiffe/spiffe-helper" TargetMode="External" Id="R2b9a24cf0d2e45a0" /><Relationship Type="http://schemas.openxmlformats.org/officeDocument/2006/relationships/image" Target="/media/image9.png" Id="R8aceafbbffcd4509" /><Relationship Type="http://schemas.openxmlformats.org/officeDocument/2006/relationships/image" Target="/media/imagec.png" Id="Rea12779bfa6a4ab8" /><Relationship Type="http://schemas.openxmlformats.org/officeDocument/2006/relationships/hyperlink" Target="https://raw.githubusercontent.com/istio/istio/release-1.11/samples/sleep/sleep.yaml" TargetMode="External" Id="Rb3f2c3bda40541bb" /><Relationship Type="http://schemas.openxmlformats.org/officeDocument/2006/relationships/hyperlink" Target="https://istio.io/latest/docs/setup/additional-setup/sidecar-injection/" TargetMode="External" Id="Raedfcd418b884799" /><Relationship Type="http://schemas.openxmlformats.org/officeDocument/2006/relationships/image" Target="/media/imagef.png" Id="Rd6a97d70ea154a7a" /><Relationship Type="http://schemas.openxmlformats.org/officeDocument/2006/relationships/image" Target="/media/image10.png" Id="R6e18741040cc472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2021-08-13T14:54:44.7817534Z</dcterms:created>
  <dcterms:modified xsi:type="dcterms:W3CDTF">2021-08-31T18:06:38.2504513Z</dcterms:modified>
  <dc:creator>Alvino, Alexandre</dc:creator>
  <lastModifiedBy>Alvino, Alexandre</lastModifiedBy>
</coreProperties>
</file>